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tcp0mx7mciq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Tags: 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numPr>
          <w:ilvl w:val="0"/>
          <w:numId w:val="7"/>
        </w:numPr>
        <w:spacing w:after="0" w:afterAutospacing="0" w:before="280" w:lineRule="auto"/>
        <w:ind w:left="720" w:hanging="360"/>
        <w:rPr>
          <w:color w:val="000000"/>
          <w:u w:val="none"/>
        </w:rPr>
      </w:pPr>
      <w:bookmarkStart w:colFirst="0" w:colLast="0" w:name="_elor44l0n34a" w:id="1"/>
      <w:bookmarkEnd w:id="1"/>
      <w:r w:rsidDel="00000000" w:rsidR="00000000" w:rsidRPr="00000000">
        <w:rPr>
          <w:color w:val="000000"/>
          <w:sz w:val="22"/>
          <w:szCs w:val="22"/>
          <w:rtl w:val="0"/>
        </w:rPr>
        <w:t xml:space="preserve">Industry:</w: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Telecommunications, Education, Enterprise IT Solutions</w:t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Product: Corporate Communication Platform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ins w:author="Vadim Pochernin" w:id="0" w:date="2025-02-03T09:28:51Z"/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Corporate LMS for One of Europe’s Largest Telecommunications Companies</w:t>
      </w:r>
      <w:ins w:author="Vadim Pochernin" w:id="0" w:date="2025-02-03T09:28:51Z">
        <w:bookmarkStart w:colFirst="0" w:colLast="0" w:name="_pzd0p435gco6" w:id="2"/>
        <w:bookmarkEnd w:id="2"/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5">
      <w:pPr>
        <w:rPr>
          <w:ins w:author="Vadim Pochernin" w:id="0" w:date="2025-02-03T09:28:51Z"/>
          <w:b w:val="1"/>
          <w:color w:val="000000"/>
          <w:sz w:val="26"/>
          <w:szCs w:val="26"/>
        </w:rPr>
      </w:pPr>
      <w:ins w:author="Vadim Pochernin" w:id="0" w:date="2025-02-03T09:28:51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6">
      <w:pPr>
        <w:rPr>
          <w:rPrChange w:author="Vadim Pochernin" w:id="1" w:date="2025-02-03T09:28:51Z">
            <w:rPr>
              <w:b w:val="1"/>
              <w:color w:val="000000"/>
              <w:sz w:val="26"/>
              <w:szCs w:val="26"/>
            </w:rPr>
          </w:rPrChange>
        </w:rPr>
        <w:pPrChange w:author="Vadim Pochernin" w:id="0" w:date="2025-02-03T09:28:51Z">
          <w:pPr>
            <w:pStyle w:val="Heading3"/>
            <w:keepNext w:val="0"/>
            <w:keepLines w:val="0"/>
            <w:spacing w:before="280" w:lineRule="auto"/>
          </w:pPr>
        </w:pPrChange>
      </w:pPr>
      <w:bookmarkStart w:colFirst="0" w:colLast="0" w:name="_pzd0p435gco6" w:id="2"/>
      <w:bookmarkEnd w:id="2"/>
      <w:ins w:author="Vadim Pochernin" w:id="0" w:date="2025-02-03T09:28:51Z">
        <w:r w:rsidDel="00000000" w:rsidR="00000000" w:rsidRPr="00000000">
          <w:rPr>
            <w:b w:val="1"/>
            <w:color w:val="000000"/>
            <w:sz w:val="26"/>
            <w:szCs w:val="26"/>
            <w:rtl w:val="0"/>
          </w:rPr>
          <w:t xml:space="preserve">Link - </w:t>
        </w:r>
        <w:r w:rsidDel="00000000" w:rsidR="00000000" w:rsidRPr="00000000">
          <w:fldChar w:fldCharType="begin"/>
        </w:r>
        <w:r w:rsidDel="00000000" w:rsidR="00000000" w:rsidRPr="00000000">
          <w:instrText xml:space="preserve">HYPERLINK "https://play.google.com/store/apps/details?id=com.vodafone.infoportal"</w:instrText>
        </w:r>
        <w:r w:rsidDel="00000000" w:rsidR="00000000" w:rsidRPr="00000000">
          <w:fldChar w:fldCharType="separate"/>
        </w:r>
        <w:r w:rsidDel="00000000" w:rsidR="00000000" w:rsidRPr="00000000">
          <w:rPr>
            <w:b w:val="1"/>
            <w:color w:val="000000"/>
            <w:sz w:val="26"/>
            <w:szCs w:val="26"/>
            <w:rtl w:val="0"/>
          </w:rPr>
          <w:t xml:space="preserve">https://play.google.com/store/apps/details?id=com.vodafone.infoportal</w:t>
        </w:r>
        <w:r w:rsidDel="00000000" w:rsidR="00000000" w:rsidRPr="00000000">
          <w:fldChar w:fldCharType="end"/>
        </w:r>
        <w:r w:rsidDel="00000000" w:rsidR="00000000" w:rsidRPr="00000000">
          <w:rPr>
            <w:b w:val="1"/>
            <w:color w:val="000000"/>
            <w:sz w:val="26"/>
            <w:szCs w:val="26"/>
            <w:rtl w:val="0"/>
          </w:rPr>
          <w:br w:type="textWrapping"/>
        </w:r>
        <w:r w:rsidDel="00000000" w:rsidR="00000000" w:rsidRPr="00000000">
          <w:fldChar w:fldCharType="begin"/>
        </w:r>
        <w:r w:rsidDel="00000000" w:rsidR="00000000" w:rsidRPr="00000000">
          <w:instrText xml:space="preserve">HYPERLINK "https://apps.apple.com/de/app/vodafone-salesworld/id1512130657?l=en-GB"</w:instrText>
        </w:r>
        <w:r w:rsidDel="00000000" w:rsidR="00000000" w:rsidRPr="00000000">
          <w:fldChar w:fldCharType="separate"/>
        </w:r>
        <w:r w:rsidDel="00000000" w:rsidR="00000000" w:rsidRPr="00000000">
          <w:rPr>
            <w:b w:val="1"/>
            <w:color w:val="000000"/>
            <w:sz w:val="26"/>
            <w:szCs w:val="26"/>
            <w:rtl w:val="0"/>
          </w:rPr>
          <w:t xml:space="preserve">https://apps.apple.com/de/app/vodafone-salesworld/id1512130657?l=en-GB</w:t>
        </w:r>
        <w:r w:rsidDel="00000000" w:rsidR="00000000" w:rsidRPr="00000000">
          <w:fldChar w:fldCharType="end"/>
        </w:r>
        <w:r w:rsidDel="00000000" w:rsidR="00000000" w:rsidRPr="00000000">
          <w:rPr>
            <w:b w:val="1"/>
            <w:color w:val="000000"/>
            <w:sz w:val="26"/>
            <w:szCs w:val="26"/>
            <w:rtl w:val="0"/>
          </w:rPr>
          <w:br w:type="textWrapping"/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wct751sjxiz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Overview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During the lockdown, one of Europe’s leading telecommunications companies approached MOBIAN to develop a corporate portal for communicating with thousands of employees. Previously, the company relied on offline events, and the platform became a vital tool for sharing important updates and enabling team interaction in a remote work environment. The first version was launched in just 3 months and featured a flexible access system with three levels of authorization. MOBIAN collaborated closely with the client’s management team and backend developers, augmenting their efforts with a dedicated frontend and mobile development team.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oiqu9soc97lc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Client Challenges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Lack of a unified online platform for internal communications during the lockdown.</w:t>
      </w:r>
    </w:p>
    <w:p w:rsidR="00000000" w:rsidDel="00000000" w:rsidP="00000000" w:rsidRDefault="00000000" w:rsidRPr="00000000" w14:paraId="0000000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Need for quick integration with existing corporate systems.</w:t>
      </w:r>
    </w:p>
    <w:p w:rsidR="00000000" w:rsidDel="00000000" w:rsidP="00000000" w:rsidRDefault="00000000" w:rsidRPr="00000000" w14:paraId="0000000E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Requirement for a flexible authorization system to differentiate access for employees and external partners.</w:t>
      </w:r>
    </w:p>
    <w:p w:rsidR="00000000" w:rsidDel="00000000" w:rsidP="00000000" w:rsidRDefault="00000000" w:rsidRPr="00000000" w14:paraId="0000000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User-friendly interface and compliance with Google Play and App Store requirements.</w:t>
      </w:r>
    </w:p>
    <w:p w:rsidR="00000000" w:rsidDel="00000000" w:rsidP="00000000" w:rsidRDefault="00000000" w:rsidRPr="00000000" w14:paraId="00000010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Scalability and support for adding new features in the future.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t5rvwj2uhns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Solution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MOBIAN strengthened the client’s team and developed a hybrid application that addressed all client requirements: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Technologies and Architecture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Android</w:t>
      </w:r>
      <w:r w:rsidDel="00000000" w:rsidR="00000000" w:rsidRPr="00000000">
        <w:rPr>
          <w:rtl w:val="0"/>
        </w:rPr>
        <w:t xml:space="preserve">: Kotlin, rxKotlin, MVVM+Clean Architecture, GraphQL.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iOS</w:t>
      </w:r>
      <w:r w:rsidDel="00000000" w:rsidR="00000000" w:rsidRPr="00000000">
        <w:rPr>
          <w:rtl w:val="0"/>
        </w:rPr>
        <w:t xml:space="preserve">: Swift, UIKit, MVVM, GraphQL.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Authorization System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SSO</w:t>
      </w:r>
      <w:r w:rsidDel="00000000" w:rsidR="00000000" w:rsidRPr="00000000">
        <w:rPr>
          <w:rtl w:val="0"/>
        </w:rPr>
        <w:t xml:space="preserve">: Single sign-on for employees to access corporate systems.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Email/Password + MFA</w:t>
      </w:r>
      <w:r w:rsidDel="00000000" w:rsidR="00000000" w:rsidRPr="00000000">
        <w:rPr>
          <w:rtl w:val="0"/>
        </w:rPr>
        <w:t xml:space="preserve">: Multi-factor authentication for enhanced security.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Email/Password</w:t>
      </w:r>
      <w:r w:rsidDel="00000000" w:rsidR="00000000" w:rsidRPr="00000000">
        <w:rPr>
          <w:rtl w:val="0"/>
        </w:rPr>
        <w:t xml:space="preserve">: For external partners with limited access.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approach ensured secure, segmented access to corporate information.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Modular Structure</w:t>
      </w:r>
      <w:r w:rsidDel="00000000" w:rsidR="00000000" w:rsidRPr="00000000">
        <w:rPr>
          <w:rtl w:val="0"/>
        </w:rPr>
        <w:t xml:space="preserve">: The app’s structure supports easy addition of new features and scalability for deployment in other company branches.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8sqogifg4vd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Key Figures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5,000+ installations</w:t>
      </w:r>
      <w:r w:rsidDel="00000000" w:rsidR="00000000" w:rsidRPr="00000000">
        <w:rPr>
          <w:rtl w:val="0"/>
        </w:rPr>
        <w:t xml:space="preserve"> in the first months.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7,000 active users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5.03 minutes</w:t>
      </w:r>
      <w:r w:rsidDel="00000000" w:rsidR="00000000" w:rsidRPr="00000000">
        <w:rPr>
          <w:rtl w:val="0"/>
        </w:rPr>
        <w:t xml:space="preserve"> average user session time.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0 data breaches</w:t>
      </w:r>
      <w:r w:rsidDel="00000000" w:rsidR="00000000" w:rsidRPr="00000000">
        <w:rPr>
          <w:rtl w:val="0"/>
        </w:rPr>
        <w:t xml:space="preserve"> thanks to robust authorization and encryption.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fgiw7ru7jr0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Visual Elements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Growth Chart</w:t>
      </w:r>
      <w:r w:rsidDel="00000000" w:rsidR="00000000" w:rsidRPr="00000000">
        <w:rPr>
          <w:rtl w:val="0"/>
        </w:rPr>
        <w:t xml:space="preserve">: Visualizing the increase in active users over the year.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Interface Screenshots</w:t>
      </w:r>
      <w:r w:rsidDel="00000000" w:rsidR="00000000" w:rsidRPr="00000000">
        <w:rPr>
          <w:rtl w:val="0"/>
        </w:rPr>
        <w:t xml:space="preserve">: Personalized dashboards and information modules.</w:t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657350" cy="9620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23950" cy="96202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(в хорошем качестве у Вадика)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z5gkdmu221r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Why MOBIAN?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case highlights how MOBIAN enhances existing teams by providing key expertise to create scalable and secure corporate communication solutions. If your business needs a similar platform, MOBIAN is ready to make it a reality! 🚀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5yfvoj2tpr2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f5kowbc775m" w:id="10"/>
      <w:bookmarkEnd w:id="1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/>
      </w:pPr>
      <w:bookmarkStart w:colFirst="0" w:colLast="0" w:name="_8nrhzplp5t2m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Corporate LMS for One of Europe’s Largest Telecommunications Companies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one of Europe’s largest telecommunications companies faced the challenge of maintaining employee engagement during the lockdown, they turned to MOBIAN. In record time, we developed a hybrid platform that became the core tool for internal communications in just 3 months, providing secure access through three levels of authorization and ensuring system scalability. The solution became the core tool for internal communication, featuring three levels of secure authorization and system scalability.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7,000 active users</w:t>
      </w:r>
      <w:r w:rsidDel="00000000" w:rsidR="00000000" w:rsidRPr="00000000">
        <w:rPr>
          <w:rtl w:val="0"/>
        </w:rPr>
        <w:t xml:space="preserve"> in the first year.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5.03 minutes</w:t>
      </w:r>
      <w:r w:rsidDel="00000000" w:rsidR="00000000" w:rsidRPr="00000000">
        <w:rPr>
          <w:rtl w:val="0"/>
        </w:rPr>
        <w:t xml:space="preserve"> average session time.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0 data breaches</w:t>
      </w:r>
      <w:r w:rsidDel="00000000" w:rsidR="00000000" w:rsidRPr="00000000">
        <w:rPr>
          <w:rtl w:val="0"/>
        </w:rPr>
        <w:t xml:space="preserve"> thanks to robust encryption and SSO.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ins w:author="Volodymyr Beshliaha" w:id="2" w:date="2025-01-13T13:22:07Z"/>
          <w:b w:val="1"/>
        </w:rPr>
      </w:pPr>
      <w:r w:rsidDel="00000000" w:rsidR="00000000" w:rsidRPr="00000000">
        <w:rPr>
          <w:b w:val="1"/>
          <w:rtl w:val="0"/>
        </w:rPr>
        <w:t xml:space="preserve">MOBIAN — your partner in corporate communication digital transformation.</w:t>
      </w:r>
      <w:ins w:author="Volodymyr Beshliaha" w:id="2" w:date="2025-01-13T13:22:07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</w:rPr>
      </w:pPr>
      <w:ins w:author="Volodymyr Beshliaha" w:id="2" w:date="2025-01-13T13:22:07Z">
        <w:r w:rsidDel="00000000" w:rsidR="00000000" w:rsidRPr="00000000">
          <w:rPr>
            <w:b w:val="1"/>
            <w:rtl w:val="0"/>
          </w:rPr>
          <w:t xml:space="preserve">Примечание: этот текст (и по его примеру далее) - краткое описание на страницу в разделе </w:t>
        </w:r>
      </w:ins>
      <w:r w:rsidDel="00000000" w:rsidR="00000000" w:rsidRPr="00000000">
        <w:rPr>
          <w:b w:val="1"/>
          <w:rtl w:val="0"/>
        </w:rPr>
        <w:t xml:space="preserve">Industries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/>
      </w:pPr>
      <w:bookmarkStart w:colFirst="0" w:colLast="0" w:name="_aoihdh5tzvwr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Корпоративная LMS для одной из крупнейших телекоммуникационных компаний Европы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az3jo3zr7km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Краткое описание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Одна из ведущих европейских телекоммуникационных компаний обратилась к MOBIAN во время локдауна с запросом на разработку корпоративного портала для коммуникации с тысячами сотрудников. Ранее компания использовала оффлайн-мероприятия, и платформа стала ключевым инструментом для передачи важной информации и взаимодействия с командами в условиях удаленной работы. Первая версия была выпущена всего за 3 месяца и обеспечила гибкую систему доступа через три уровня авторизации.</w:t>
      </w:r>
    </w:p>
    <w:p w:rsidR="00000000" w:rsidDel="00000000" w:rsidP="00000000" w:rsidRDefault="00000000" w:rsidRPr="00000000" w14:paraId="0000003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1dfmhhi8s2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Проблема клиента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Отсутствие единой онлайн-платформы для внутренних коммуникаций во время локдауна.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Необходимость быстрой интеграции с существующими корпоративными системами.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Требование гибкой системы авторизации для разграничения доступа между сотрудниками и партнерами.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Удобный интерфейс для пользователей и соответствие требованиям публикации в Google Play и App Store.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Возможность масштабирования и добавления новых функций в будущем.</w:t>
      </w:r>
    </w:p>
    <w:p w:rsidR="00000000" w:rsidDel="00000000" w:rsidP="00000000" w:rsidRDefault="00000000" w:rsidRPr="00000000" w14:paraId="0000003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25hxycewlrq0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Решение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MOBIAN разработала гибридное приложение, которое отвечает всем требованиям клиента: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Технологии и архитектура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Android</w:t>
      </w:r>
      <w:r w:rsidDel="00000000" w:rsidR="00000000" w:rsidRPr="00000000">
        <w:rPr>
          <w:rtl w:val="0"/>
        </w:rPr>
        <w:t xml:space="preserve">: Kotlin, rxKotlin, MVVM+Clean Architecture, GraphQL.</w:t>
      </w:r>
    </w:p>
    <w:p w:rsidR="00000000" w:rsidDel="00000000" w:rsidP="00000000" w:rsidRDefault="00000000" w:rsidRPr="00000000" w14:paraId="0000004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iOS</w:t>
      </w:r>
      <w:r w:rsidDel="00000000" w:rsidR="00000000" w:rsidRPr="00000000">
        <w:rPr>
          <w:rtl w:val="0"/>
        </w:rPr>
        <w:t xml:space="preserve">: Swift, UIKit, MVVM, GraphQL.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Интеграция авторизации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SSO</w:t>
      </w:r>
      <w:r w:rsidDel="00000000" w:rsidR="00000000" w:rsidRPr="00000000">
        <w:rPr>
          <w:rtl w:val="0"/>
        </w:rPr>
        <w:t xml:space="preserve"> — единая учетная запись для сотрудников компании с доступом к корпоративным системам.</w:t>
      </w:r>
    </w:p>
    <w:p w:rsidR="00000000" w:rsidDel="00000000" w:rsidP="00000000" w:rsidRDefault="00000000" w:rsidRPr="00000000" w14:paraId="00000045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Email/Password + MFA</w:t>
      </w:r>
      <w:r w:rsidDel="00000000" w:rsidR="00000000" w:rsidRPr="00000000">
        <w:rPr>
          <w:rtl w:val="0"/>
        </w:rPr>
        <w:t xml:space="preserve"> — многофакторная аутентификация для повышения безопасности.</w:t>
      </w:r>
    </w:p>
    <w:p w:rsidR="00000000" w:rsidDel="00000000" w:rsidP="00000000" w:rsidRDefault="00000000" w:rsidRPr="00000000" w14:paraId="00000046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Email/Password</w:t>
      </w:r>
      <w:r w:rsidDel="00000000" w:rsidR="00000000" w:rsidRPr="00000000">
        <w:rPr>
          <w:rtl w:val="0"/>
        </w:rPr>
        <w:t xml:space="preserve"> — для партнеров и внешних пользователей с ограниченным доступом.</w:t>
      </w:r>
    </w:p>
    <w:p w:rsidR="00000000" w:rsidDel="00000000" w:rsidP="00000000" w:rsidRDefault="00000000" w:rsidRPr="00000000" w14:paraId="00000047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Такой подход позволил разделить доступы и обеспечить максимальную безопасность корпоративной информации.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Модульный подход</w:t>
      </w:r>
      <w:r w:rsidDel="00000000" w:rsidR="00000000" w:rsidRPr="00000000">
        <w:rPr>
          <w:rtl w:val="0"/>
        </w:rPr>
        <w:t xml:space="preserve">: Структура приложения позволяет легко добавлять новые функции для масштабирования и интеграции с другими филиалами компании.</w:t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xo9acn1u4gvn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Ключевые цифры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5,000+ установок</w:t>
      </w:r>
      <w:r w:rsidDel="00000000" w:rsidR="00000000" w:rsidRPr="00000000">
        <w:rPr>
          <w:rtl w:val="0"/>
        </w:rPr>
        <w:t xml:space="preserve"> за первые месяцы.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7,000 активных пользователей</w:t>
      </w:r>
      <w:r w:rsidDel="00000000" w:rsidR="00000000" w:rsidRPr="00000000">
        <w:rPr>
          <w:rtl w:val="0"/>
        </w:rPr>
        <w:t xml:space="preserve"> в первый год.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5,03 минуты</w:t>
      </w:r>
      <w:r w:rsidDel="00000000" w:rsidR="00000000" w:rsidRPr="00000000">
        <w:rPr>
          <w:rtl w:val="0"/>
        </w:rPr>
        <w:t xml:space="preserve"> — среднее время взаимодействия пользователей с платформой.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0 нарушений безопасности данных</w:t>
      </w:r>
      <w:r w:rsidDel="00000000" w:rsidR="00000000" w:rsidRPr="00000000">
        <w:rPr>
          <w:rtl w:val="0"/>
        </w:rPr>
        <w:t xml:space="preserve"> благодаря гибкой системе авторизации и шифрованию.</w:t>
      </w:r>
    </w:p>
    <w:p w:rsidR="00000000" w:rsidDel="00000000" w:rsidP="00000000" w:rsidRDefault="00000000" w:rsidRPr="00000000" w14:paraId="0000004F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3710" cy="1669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6970" l="0" r="48878" t="18605"/>
                    <a:stretch>
                      <a:fillRect/>
                    </a:stretch>
                  </pic:blipFill>
                  <pic:spPr>
                    <a:xfrm>
                      <a:off x="0" y="0"/>
                      <a:ext cx="3413710" cy="166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cehv3npmpax" w:id="17"/>
      <w:bookmarkEnd w:id="1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Визуальные элементы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График роста пользователей</w:t>
      </w:r>
      <w:r w:rsidDel="00000000" w:rsidR="00000000" w:rsidRPr="00000000">
        <w:rPr>
          <w:rtl w:val="0"/>
        </w:rPr>
        <w:t xml:space="preserve">: Увеличение числа активных пользователей за год.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Скриншоты интерфейса</w:t>
      </w:r>
      <w:r w:rsidDel="00000000" w:rsidR="00000000" w:rsidRPr="00000000">
        <w:rPr>
          <w:rtl w:val="0"/>
        </w:rPr>
        <w:t xml:space="preserve">: Персонализированные дашборды и информационные модули.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p4k51ihw74x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Почему MOBIAN?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Этот кейс демонстрирует, как MOBIAN помогает клиентам оперативно адаптироваться к новым условиям, создавая масштабируемые и безопасные решения для корпоративных коммуникаций. Если вашему бизнесу требуется аналогичная платформа — мы готовы создать ее для вас! 🚀</w:t>
      </w:r>
    </w:p>
    <w:p w:rsidR="00000000" w:rsidDel="00000000" w:rsidP="00000000" w:rsidRDefault="00000000" w:rsidRPr="00000000" w14:paraId="0000005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CTA</w:t>
      </w:r>
    </w:p>
    <w:p w:rsidR="00000000" w:rsidDel="00000000" w:rsidP="00000000" w:rsidRDefault="00000000" w:rsidRPr="00000000" w14:paraId="00000056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ct2yl8vx2gc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05j51qp50x8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Корпоративная платформа для внутренних коммуникаций от MOBIAN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Когда одна из крупнейших телекоммуникационных компаний Европы столкнулась с вызовом поддержания взаимодействия с сотрудниками во время локдауна, она обратилась к MOBIAN. В рекордные сроки мы разработали гибридную платформу, которая за 3 месяца стала основным инструментом для внутренних коммуникаций, обеспечив надежный доступ через три уровня авторизации и масштабируемость системы.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7,000 активных пользователей</w:t>
      </w:r>
      <w:r w:rsidDel="00000000" w:rsidR="00000000" w:rsidRPr="00000000">
        <w:rPr>
          <w:rtl w:val="0"/>
        </w:rPr>
        <w:t xml:space="preserve"> за первый год.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5,03 минуты</w:t>
      </w:r>
      <w:r w:rsidDel="00000000" w:rsidR="00000000" w:rsidRPr="00000000">
        <w:rPr>
          <w:rtl w:val="0"/>
        </w:rPr>
        <w:t xml:space="preserve"> среднее время взаимодействия на платформе.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0 нарушений безопасности данных</w:t>
      </w:r>
      <w:r w:rsidDel="00000000" w:rsidR="00000000" w:rsidRPr="00000000">
        <w:rPr>
          <w:rtl w:val="0"/>
        </w:rPr>
        <w:t xml:space="preserve"> благодаря гибкой системе шифрования и SSO.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MOBIAN — ваш партнер в цифровых трансформациях корпоративных коммуникаций.</w:t>
      </w:r>
    </w:p>
    <w:p w:rsidR="00000000" w:rsidDel="00000000" w:rsidP="00000000" w:rsidRDefault="00000000" w:rsidRPr="00000000" w14:paraId="0000005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2568364" cy="31610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24468" l="36726" r="37924" t="19858"/>
                    <a:stretch>
                      <a:fillRect/>
                    </a:stretch>
                  </pic:blipFill>
                  <pic:spPr>
                    <a:xfrm>
                      <a:off x="0" y="0"/>
                      <a:ext cx="2568364" cy="316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67063" cy="316706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/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jpg"/><Relationship Id="rId10" Type="http://schemas.openxmlformats.org/officeDocument/2006/relationships/image" Target="media/image6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